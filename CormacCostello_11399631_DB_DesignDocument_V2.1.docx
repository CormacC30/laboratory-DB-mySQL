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36221458"/>
        <w:docPartObj>
          <w:docPartGallery w:val="Cover Pages"/>
          <w:docPartUnique/>
        </w:docPartObj>
      </w:sdtPr>
      <w:sdtEndPr>
        <w:rPr>
          <w:rFonts w:eastAsia="Times New Roman"/>
          <w:lang w:eastAsia="en-IE"/>
        </w:rPr>
      </w:sdtEndPr>
      <w:sdtContent>
        <w:p w14:paraId="2A0BE83F" w14:textId="7D305DAC" w:rsidR="00E42446" w:rsidRDefault="00E42446">
          <w:pPr>
            <w:rPr>
              <w:rFonts w:eastAsia="Times New Roman"/>
              <w:lang w:eastAsia="en-IE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3159B6E" wp14:editId="5535DF3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436" cy="9123528"/>
                    <wp:effectExtent l="0" t="0" r="0" b="0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436" cy="9123528"/>
                              <a:chOff x="0" y="0"/>
                              <a:chExt cx="6864436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59709FD" w14:textId="13A006C5" w:rsidR="00E42446" w:rsidRDefault="00E42446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(11399631) Cormac Costello</w:t>
                                      </w:r>
                                    </w:p>
                                  </w:sdtContent>
                                </w:sdt>
                                <w:p w14:paraId="2E66EB61" w14:textId="1A636932" w:rsidR="00E42446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42446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E42446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E42446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436" y="1556483"/>
                                <a:ext cx="6858000" cy="25265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33FBD9" w14:textId="54DA1BAA" w:rsidR="00E42446" w:rsidRDefault="00E42446" w:rsidP="00E42446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t>laboratory information database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br/>
                                    <w:t>Cormac Costello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br/>
                                    <w:t>11399631</w:t>
                                  </w:r>
                                </w:p>
                                <w:p w14:paraId="419E067C" w14:textId="3E798018" w:rsidR="00E42446" w:rsidRPr="00E42446" w:rsidRDefault="00E42446" w:rsidP="00E42446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br/>
                                    <w:t>Databases assignment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3159B6E" id="Group 62" o:spid="_x0000_s1026" style="position:absolute;margin-left:0;margin-top:0;width:540.5pt;height:718.4pt;z-index:-251657216;mso-width-percent:882;mso-height-percent:909;mso-position-horizontal:center;mso-position-horizontal-relative:page;mso-position-vertical:center;mso-position-vertical-relative:page;mso-width-percent:882;mso-height-percent:909" coordsize="68644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59709FD" w14:textId="13A006C5" w:rsidR="00E42446" w:rsidRDefault="00E42446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(11399631) Cormac Costello</w:t>
                                </w:r>
                              </w:p>
                            </w:sdtContent>
                          </w:sdt>
                          <w:p w14:paraId="2E66EB61" w14:textId="1A636932" w:rsidR="00E42446" w:rsidRDefault="0000000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42446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E42446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E42446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4;top:15564;width:68580;height:25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5633FBD9" w14:textId="54DA1BAA" w:rsidR="00E42446" w:rsidRDefault="00E42446" w:rsidP="00E42446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t>laboratory information database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br/>
                              <w:t>Cormac Costello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br/>
                              <w:t>11399631</w:t>
                            </w:r>
                          </w:p>
                          <w:p w14:paraId="419E067C" w14:textId="3E798018" w:rsidR="00E42446" w:rsidRPr="00E42446" w:rsidRDefault="00E42446" w:rsidP="00E42446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br/>
                              <w:t>Databases assignment 1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eastAsia="Times New Roman"/>
              <w:lang w:eastAsia="en-IE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E"/>
          <w14:ligatures w14:val="standardContextual"/>
        </w:rPr>
        <w:id w:val="-13355255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E772" w14:textId="080003E5" w:rsidR="00D85884" w:rsidRDefault="00D85884">
          <w:pPr>
            <w:pStyle w:val="TOCHeading"/>
          </w:pPr>
          <w:r>
            <w:t>Table of Contents</w:t>
          </w:r>
        </w:p>
        <w:p w14:paraId="2D96F366" w14:textId="5A372781" w:rsidR="00D85884" w:rsidRDefault="00D85884" w:rsidP="003226D2">
          <w:pPr>
            <w:pStyle w:val="TOC1"/>
            <w:rPr>
              <w:noProof/>
            </w:rPr>
            <w:pPrChange w:id="1" w:author="(11399631) Cormac Costello" w:date="2023-11-11T15:17:00Z">
              <w:pPr>
                <w:pStyle w:val="TOC1"/>
                <w:tabs>
                  <w:tab w:val="right" w:leader="dot" w:pos="9016"/>
                </w:tabs>
              </w:pPr>
            </w:pPrChange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000000">
            <w:rPr>
              <w:noProof/>
            </w:rPr>
            <w:fldChar w:fldCharType="begin"/>
          </w:r>
          <w:r w:rsidR="00000000">
            <w:rPr>
              <w:noProof/>
            </w:rPr>
            <w:instrText>HYPERLINK \l "_Toc149550951"</w:instrText>
          </w:r>
          <w:ins w:id="2" w:author="(11399631) Cormac Costello" w:date="2023-11-11T15:17:00Z">
            <w:r w:rsidR="003226D2">
              <w:rPr>
                <w:noProof/>
              </w:rPr>
            </w:r>
          </w:ins>
          <w:r w:rsidR="00000000">
            <w:rPr>
              <w:noProof/>
            </w:rPr>
            <w:fldChar w:fldCharType="separate"/>
          </w:r>
          <w:r w:rsidRPr="00B825A9">
            <w:rPr>
              <w:rStyle w:val="Hyperlink"/>
              <w:rFonts w:eastAsia="Times New Roman"/>
              <w:noProof/>
              <w:lang w:eastAsia="en-IE"/>
            </w:rPr>
            <w:t>System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_Toc149550951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3226D2"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 w:rsidR="00000000">
            <w:rPr>
              <w:noProof/>
            </w:rPr>
            <w:fldChar w:fldCharType="end"/>
          </w:r>
        </w:p>
        <w:p w14:paraId="130458E3" w14:textId="4764C6C7" w:rsidR="00D85884" w:rsidRDefault="00000000" w:rsidP="003226D2">
          <w:pPr>
            <w:pStyle w:val="TOC1"/>
            <w:rPr>
              <w:noProof/>
            </w:rPr>
            <w:pPrChange w:id="3" w:author="(11399631) Cormac Costello" w:date="2023-11-11T15:17:00Z">
              <w:pPr>
                <w:pStyle w:val="TOC1"/>
                <w:tabs>
                  <w:tab w:val="right" w:leader="dot" w:pos="9016"/>
                </w:tabs>
              </w:pPr>
            </w:pPrChange>
          </w:pPr>
          <w:r>
            <w:rPr>
              <w:noProof/>
            </w:rPr>
            <w:fldChar w:fldCharType="begin"/>
          </w:r>
          <w:r>
            <w:rPr>
              <w:noProof/>
            </w:rPr>
            <w:instrText>HYPERLINK \l "_Toc149550952"</w:instrText>
          </w:r>
          <w:ins w:id="4" w:author="(11399631) Cormac Costello" w:date="2023-11-11T15:17:00Z">
            <w:r w:rsidR="003226D2">
              <w:rPr>
                <w:noProof/>
              </w:rPr>
            </w:r>
          </w:ins>
          <w:r>
            <w:rPr>
              <w:noProof/>
            </w:rPr>
            <w:fldChar w:fldCharType="separate"/>
          </w:r>
          <w:r w:rsidR="00D85884" w:rsidRPr="00B825A9">
            <w:rPr>
              <w:rStyle w:val="Hyperlink"/>
              <w:rFonts w:eastAsia="Times New Roman"/>
              <w:noProof/>
              <w:lang w:eastAsia="en-IE"/>
            </w:rPr>
            <w:t>Enhanced ER Diagram</w:t>
          </w:r>
          <w:r w:rsidR="00D85884">
            <w:rPr>
              <w:noProof/>
              <w:webHidden/>
            </w:rPr>
            <w:tab/>
          </w:r>
          <w:r w:rsidR="00D85884">
            <w:rPr>
              <w:noProof/>
              <w:webHidden/>
            </w:rPr>
            <w:fldChar w:fldCharType="begin"/>
          </w:r>
          <w:r w:rsidR="00D85884">
            <w:rPr>
              <w:noProof/>
              <w:webHidden/>
            </w:rPr>
            <w:instrText xml:space="preserve"> PAGEREF _Toc149550952 \h </w:instrText>
          </w:r>
          <w:r w:rsidR="00D85884">
            <w:rPr>
              <w:noProof/>
              <w:webHidden/>
            </w:rPr>
          </w:r>
          <w:r w:rsidR="00D85884">
            <w:rPr>
              <w:noProof/>
              <w:webHidden/>
            </w:rPr>
            <w:fldChar w:fldCharType="separate"/>
          </w:r>
          <w:ins w:id="5" w:author="(11399631) Cormac Costello" w:date="2023-11-11T15:17:00Z">
            <w:r w:rsidR="003226D2">
              <w:rPr>
                <w:noProof/>
                <w:webHidden/>
              </w:rPr>
              <w:t>4</w:t>
            </w:r>
          </w:ins>
          <w:del w:id="6" w:author="(11399631) Cormac Costello" w:date="2023-11-11T15:17:00Z">
            <w:r w:rsidR="00D85884" w:rsidDel="003226D2">
              <w:rPr>
                <w:noProof/>
                <w:webHidden/>
              </w:rPr>
              <w:delText>3</w:delText>
            </w:r>
          </w:del>
          <w:r w:rsidR="00D85884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8D2C539" w14:textId="047EDC6C" w:rsidR="00D85884" w:rsidRDefault="00000000" w:rsidP="003226D2">
          <w:pPr>
            <w:pStyle w:val="TOC1"/>
            <w:rPr>
              <w:noProof/>
            </w:rPr>
            <w:pPrChange w:id="7" w:author="(11399631) Cormac Costello" w:date="2023-11-11T15:17:00Z">
              <w:pPr>
                <w:pStyle w:val="TOC1"/>
                <w:tabs>
                  <w:tab w:val="right" w:leader="dot" w:pos="9016"/>
                </w:tabs>
              </w:pPr>
            </w:pPrChange>
          </w:pPr>
          <w:r>
            <w:rPr>
              <w:noProof/>
            </w:rPr>
            <w:fldChar w:fldCharType="begin"/>
          </w:r>
          <w:r>
            <w:rPr>
              <w:noProof/>
            </w:rPr>
            <w:instrText>HYPERLINK \l "_Toc149550953"</w:instrText>
          </w:r>
          <w:ins w:id="8" w:author="(11399631) Cormac Costello" w:date="2023-11-11T15:17:00Z">
            <w:r w:rsidR="003226D2">
              <w:rPr>
                <w:noProof/>
              </w:rPr>
            </w:r>
          </w:ins>
          <w:r>
            <w:rPr>
              <w:noProof/>
            </w:rPr>
            <w:fldChar w:fldCharType="separate"/>
          </w:r>
          <w:r w:rsidR="00D85884" w:rsidRPr="00B825A9">
            <w:rPr>
              <w:rStyle w:val="Hyperlink"/>
              <w:noProof/>
              <w:lang w:val="en-US"/>
            </w:rPr>
            <w:t>Logical Design</w:t>
          </w:r>
          <w:r w:rsidR="00D85884">
            <w:rPr>
              <w:noProof/>
              <w:webHidden/>
            </w:rPr>
            <w:tab/>
          </w:r>
          <w:r w:rsidR="00D85884">
            <w:rPr>
              <w:noProof/>
              <w:webHidden/>
            </w:rPr>
            <w:fldChar w:fldCharType="begin"/>
          </w:r>
          <w:r w:rsidR="00D85884">
            <w:rPr>
              <w:noProof/>
              <w:webHidden/>
            </w:rPr>
            <w:instrText xml:space="preserve"> PAGEREF _Toc149550953 \h </w:instrText>
          </w:r>
          <w:r w:rsidR="00D85884">
            <w:rPr>
              <w:noProof/>
              <w:webHidden/>
            </w:rPr>
          </w:r>
          <w:r w:rsidR="00D85884">
            <w:rPr>
              <w:noProof/>
              <w:webHidden/>
            </w:rPr>
            <w:fldChar w:fldCharType="separate"/>
          </w:r>
          <w:ins w:id="9" w:author="(11399631) Cormac Costello" w:date="2023-11-11T15:17:00Z">
            <w:r w:rsidR="003226D2">
              <w:rPr>
                <w:noProof/>
                <w:webHidden/>
              </w:rPr>
              <w:t>5</w:t>
            </w:r>
          </w:ins>
          <w:del w:id="10" w:author="(11399631) Cormac Costello" w:date="2023-11-11T15:17:00Z">
            <w:r w:rsidR="00D85884" w:rsidDel="003226D2">
              <w:rPr>
                <w:noProof/>
                <w:webHidden/>
              </w:rPr>
              <w:delText>4</w:delText>
            </w:r>
          </w:del>
          <w:r w:rsidR="00D85884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C70ED70" w14:textId="27050E3D" w:rsidR="00D85884" w:rsidRDefault="00D85884">
          <w:r>
            <w:rPr>
              <w:b/>
              <w:bCs/>
              <w:noProof/>
            </w:rPr>
            <w:fldChar w:fldCharType="end"/>
          </w:r>
        </w:p>
      </w:sdtContent>
    </w:sdt>
    <w:p w14:paraId="05A5B91A" w14:textId="53087644" w:rsidR="00AD6823" w:rsidRDefault="00D85884" w:rsidP="00E42446">
      <w:pPr>
        <w:pStyle w:val="Heading1"/>
        <w:rPr>
          <w:rFonts w:eastAsia="Times New Roman"/>
          <w:lang w:eastAsia="en-IE"/>
        </w:rPr>
      </w:pPr>
      <w:r>
        <w:rPr>
          <w:rFonts w:eastAsia="Times New Roman"/>
          <w:lang w:eastAsia="en-IE"/>
        </w:rPr>
        <w:br w:type="column"/>
      </w:r>
      <w:bookmarkStart w:id="11" w:name="_Toc149550951"/>
      <w:r w:rsidR="00AD6823">
        <w:rPr>
          <w:rFonts w:eastAsia="Times New Roman"/>
          <w:lang w:eastAsia="en-IE"/>
        </w:rPr>
        <w:lastRenderedPageBreak/>
        <w:t>System Description</w:t>
      </w:r>
      <w:bookmarkEnd w:id="11"/>
    </w:p>
    <w:p w14:paraId="346F7FF2" w14:textId="77777777" w:rsid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</w:p>
    <w:p w14:paraId="2217F427" w14:textId="2B9DA5DA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A small contract analytical company carries out routine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chemical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analysis for client manufacturing companies (usually within pharmaceutical or agri-food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industries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).</w:t>
      </w:r>
    </w:p>
    <w:p w14:paraId="0BFE50D7" w14:textId="09ACF40D" w:rsid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They wish to create their own </w:t>
      </w:r>
      <w:r w:rsidRPr="00AD6823">
        <w:rPr>
          <w:rFonts w:ascii="Arial" w:eastAsia="Times New Roman" w:hAnsi="Arial" w:cs="Arial"/>
          <w:i/>
          <w:iCs/>
          <w:color w:val="222222"/>
          <w:kern w:val="0"/>
          <w:sz w:val="24"/>
          <w:szCs w:val="24"/>
          <w:lang w:eastAsia="en-IE"/>
          <w14:ligatures w14:val="none"/>
        </w:rPr>
        <w:t>in-house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 built laboratory information management system 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that utilises</w:t>
      </w:r>
      <w:r w:rsidR="00E87092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 relational database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. In addition to </w:t>
      </w:r>
      <w:r w:rsidR="00E87092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tracking their data on laboratory samples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they aim to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use this to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c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entrally sto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re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all information on clients, projects, suppliers, inventory, and staff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</w:t>
      </w:r>
    </w:p>
    <w:p w14:paraId="380109CC" w14:textId="77777777" w:rsidR="00E87092" w:rsidRPr="00AD6823" w:rsidRDefault="00E87092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</w:p>
    <w:p w14:paraId="36700553" w14:textId="32AC2FC5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The company records the company name of each client, their address and issues a unique </w:t>
      </w:r>
      <w:proofErr w:type="spellStart"/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client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ID</w:t>
      </w:r>
      <w:proofErr w:type="spellEnd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</w:t>
      </w:r>
      <w:r w:rsidR="000D23D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Also recorded is the company name, address (street, city, country, post code</w:t>
      </w:r>
      <w:r w:rsidR="00A45C1F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),</w:t>
      </w:r>
      <w:r w:rsidR="000D23D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phone numbers</w:t>
      </w:r>
      <w:r w:rsidR="00E30EC8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(up to three)</w:t>
      </w:r>
      <w:r w:rsidR="000D23D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</w:t>
      </w:r>
    </w:p>
    <w:p w14:paraId="028903FE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 </w:t>
      </w:r>
    </w:p>
    <w:p w14:paraId="32C71B51" w14:textId="12B170FC" w:rsidR="00AD6823" w:rsidRPr="00AD6823" w:rsidRDefault="00E30EC8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The client will issue any number of batches of their product to be analysed. 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Each batch that is analysed must be either a raw material or a finished </w:t>
      </w:r>
      <w:proofErr w:type="gramStart"/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product,</w:t>
      </w:r>
      <w:r w:rsidR="00A45C1F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but</w:t>
      </w:r>
      <w:proofErr w:type="gramEnd"/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can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not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be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both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Each batch will have its own 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unique 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batch number,</w:t>
      </w:r>
      <w:r w:rsidR="00781CA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as well as a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product name and date of manufacture.</w:t>
      </w:r>
    </w:p>
    <w:p w14:paraId="1B6FBC15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 </w:t>
      </w:r>
    </w:p>
    <w:p w14:paraId="288F3A50" w14:textId="307B7FD8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Samples are </w:t>
      </w:r>
      <w:r w:rsidR="000D23D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aliquoted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from each batch to be run in the analysis.</w:t>
      </w:r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 batch can be sampled many times.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Every sample gets a sample ID. The expiry date, storage conditions and progress status are recorded for every sample.</w:t>
      </w:r>
    </w:p>
    <w:p w14:paraId="19BCC9E2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 </w:t>
      </w:r>
    </w:p>
    <w:p w14:paraId="08C9E415" w14:textId="77777777" w:rsidR="002905A0" w:rsidRDefault="00AD6823" w:rsidP="00AD6823">
      <w:pPr>
        <w:shd w:val="clear" w:color="auto" w:fill="FFFFFF"/>
        <w:spacing w:after="0" w:line="240" w:lineRule="auto"/>
        <w:ind w:left="360"/>
        <w:jc w:val="both"/>
        <w:rPr>
          <w:ins w:id="12" w:author="(11399631) Cormac Costello" w:date="2023-11-11T14:56:00Z"/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Each analysis can run any number of samples. A unique number (lab book number) is recorded (corresponding to the page in the laboratory notebook). In </w:t>
      </w:r>
      <w:proofErr w:type="gramStart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addition</w:t>
      </w:r>
      <w:proofErr w:type="gramEnd"/>
      <w:del w:id="13" w:author="(11399631) Cormac Costello" w:date="2023-11-11T14:42:00Z">
        <w:r w:rsidRPr="00AD6823" w:rsidDel="00B20458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>, equipment ID</w:delText>
        </w:r>
      </w:del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,</w:t>
      </w:r>
      <w:ins w:id="14" w:author="(11399631) Cormac Costello" w:date="2023-11-11T14:55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</w:t>
        </w:r>
      </w:ins>
      <w:del w:id="15" w:author="(11399631) Cormac Costello" w:date="2023-11-11T14:55:00Z">
        <w:r w:rsidR="0023519D" w:rsidDel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 xml:space="preserve"> </w:delText>
        </w:r>
      </w:del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analytical method </w:t>
      </w:r>
      <w:del w:id="16" w:author="(11399631) Cormac Costello" w:date="2023-11-11T14:48:00Z">
        <w:r w:rsidR="0023519D" w:rsidDel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>name</w:delText>
        </w:r>
      </w:del>
      <w:ins w:id="17" w:author="(11399631) Cormac Costello" w:date="2023-11-11T14:48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type</w:t>
        </w:r>
      </w:ins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,</w:t>
      </w:r>
      <w:del w:id="18" w:author="(11399631) Cormac Costello" w:date="2023-11-11T14:42:00Z">
        <w:r w:rsidR="0023519D" w:rsidDel="00B20458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 xml:space="preserve"> and</w:delText>
        </w:r>
      </w:del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  <w:ins w:id="19" w:author="(11399631) Cormac Costello" w:date="2023-11-11T14:48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and </w:t>
        </w:r>
      </w:ins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specification are recorded. </w:t>
      </w:r>
    </w:p>
    <w:p w14:paraId="2B79E44B" w14:textId="77777777" w:rsidR="002905A0" w:rsidRDefault="002905A0" w:rsidP="00AD6823">
      <w:pPr>
        <w:shd w:val="clear" w:color="auto" w:fill="FFFFFF"/>
        <w:spacing w:after="0" w:line="240" w:lineRule="auto"/>
        <w:ind w:left="360"/>
        <w:jc w:val="both"/>
        <w:rPr>
          <w:ins w:id="20" w:author="(11399631) Cormac Costello" w:date="2023-11-11T14:56:00Z"/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</w:p>
    <w:p w14:paraId="3F82AA0E" w14:textId="552F95A8" w:rsidR="002905A0" w:rsidRDefault="0023519D" w:rsidP="002905A0">
      <w:pPr>
        <w:shd w:val="clear" w:color="auto" w:fill="FFFFFF"/>
        <w:spacing w:after="0" w:line="240" w:lineRule="auto"/>
        <w:ind w:left="360"/>
        <w:jc w:val="both"/>
        <w:rPr>
          <w:ins w:id="21" w:author="(11399631) Cormac Costello" w:date="2023-11-11T14:50:00Z"/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Multiple (maximum of ten) individual analytical instruments can be used to complete an analysis</w:t>
      </w:r>
      <w:del w:id="22" w:author="(11399631) Cormac Costello" w:date="2023-11-11T14:48:00Z">
        <w:r w:rsidDel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 xml:space="preserve">, </w:delText>
        </w:r>
      </w:del>
      <w:ins w:id="23" w:author="(11399631) Cormac Costello" w:date="2023-11-11T14:48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.</w:t>
        </w:r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</w:t>
        </w:r>
      </w:ins>
      <w:del w:id="24" w:author="(11399631) Cormac Costello" w:date="2023-11-11T14:49:00Z">
        <w:r w:rsidDel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 xml:space="preserve">and each </w:delText>
        </w:r>
      </w:del>
      <w:ins w:id="25" w:author="(11399631) Cormac Costello" w:date="2023-11-11T14:49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For </w:t>
        </w:r>
      </w:ins>
      <w:ins w:id="26" w:author="(11399631) Cormac Costello" w:date="2023-11-11T14:53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each </w:t>
        </w:r>
      </w:ins>
      <w:ins w:id="27" w:author="(11399631) Cormac Costello" w:date="2023-11-11T14:49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lab instrument, </w:t>
        </w:r>
      </w:ins>
      <w:proofErr w:type="spellStart"/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equipmentID</w:t>
      </w:r>
      <w:proofErr w:type="spellEnd"/>
      <w:ins w:id="28" w:author="(11399631) Cormac Costello" w:date="2023-11-11T14:49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and the next calibration da</w:t>
        </w:r>
      </w:ins>
      <w:ins w:id="29" w:author="(11399631) Cormac Costello" w:date="2023-11-11T14:50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te</w:t>
        </w:r>
      </w:ins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  <w:del w:id="30" w:author="(11399631) Cormac Costello" w:date="2023-11-11T14:50:00Z">
        <w:r w:rsidDel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>must be recorded for thi</w:delText>
        </w:r>
      </w:del>
      <w:ins w:id="31" w:author="(11399631) Cormac Costello" w:date="2023-11-11T14:50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are recorded</w:t>
        </w:r>
      </w:ins>
      <w:del w:id="32" w:author="(11399631) Cormac Costello" w:date="2023-11-11T14:50:00Z">
        <w:r w:rsidDel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>s</w:delText>
        </w:r>
      </w:del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. </w:t>
      </w:r>
      <w:ins w:id="33" w:author="(11399631) Cormac Costello" w:date="2023-11-11T15:03:00Z">
        <w:r w:rsidR="00503BCA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Every time a lab ins</w:t>
        </w:r>
      </w:ins>
      <w:ins w:id="34" w:author="(11399631) Cormac Costello" w:date="2023-11-11T14:52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trument</w:t>
        </w:r>
      </w:ins>
      <w:ins w:id="35" w:author="(11399631) Cormac Costello" w:date="2023-11-11T15:03:00Z">
        <w:r w:rsidR="00503BCA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is used</w:t>
        </w:r>
      </w:ins>
      <w:ins w:id="36" w:author="(11399631) Cormac Costello" w:date="2023-11-11T14:50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the</w:t>
        </w:r>
      </w:ins>
      <w:ins w:id="37" w:author="(11399631) Cormac Costello" w:date="2023-11-11T14:51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time</w:t>
        </w:r>
      </w:ins>
      <w:ins w:id="38" w:author="(11399631) Cormac Costello" w:date="2023-11-11T14:52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stamp</w:t>
        </w:r>
      </w:ins>
      <w:ins w:id="39" w:author="(11399631) Cormac Costello" w:date="2023-11-11T14:51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of measurement is record</w:t>
        </w:r>
      </w:ins>
      <w:ins w:id="40" w:author="(11399631) Cormac Costello" w:date="2023-11-11T14:52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ed</w:t>
        </w:r>
      </w:ins>
      <w:ins w:id="41" w:author="(11399631) Cormac Costello" w:date="2023-11-11T14:55:00Z">
        <w:r w:rsidR="002905A0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.</w:t>
        </w:r>
      </w:ins>
    </w:p>
    <w:p w14:paraId="630590D3" w14:textId="77777777" w:rsidR="002905A0" w:rsidRDefault="002905A0" w:rsidP="00AD6823">
      <w:pPr>
        <w:shd w:val="clear" w:color="auto" w:fill="FFFFFF"/>
        <w:spacing w:after="0" w:line="240" w:lineRule="auto"/>
        <w:ind w:left="360"/>
        <w:jc w:val="both"/>
        <w:rPr>
          <w:ins w:id="42" w:author="(11399631) Cormac Costello" w:date="2023-11-11T14:50:00Z"/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</w:p>
    <w:p w14:paraId="7A99AD21" w14:textId="5F88B5AB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Every time a</w:t>
      </w:r>
      <w:ins w:id="43" w:author="(11399631) Cormac Costello" w:date="2023-11-11T15:11:00Z">
        <w:r w:rsidR="003226D2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n analysis is performed on a</w:t>
        </w:r>
      </w:ins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sample</w:t>
      </w:r>
      <w:del w:id="44" w:author="(11399631) Cormac Costello" w:date="2023-11-11T15:11:00Z">
        <w:r w:rsidRPr="00AD6823" w:rsidDel="003226D2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 xml:space="preserve"> is </w:delText>
        </w:r>
      </w:del>
      <w:del w:id="45" w:author="(11399631) Cormac Costello" w:date="2023-11-11T15:10:00Z">
        <w:r w:rsidRPr="00AD6823" w:rsidDel="003226D2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>run</w:delText>
        </w:r>
      </w:del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, a new </w:t>
      </w:r>
      <w:proofErr w:type="spellStart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resultID</w:t>
      </w:r>
      <w:proofErr w:type="spellEnd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is recorded as well as the time and date </w:t>
      </w:r>
      <w:del w:id="46" w:author="(11399631) Cormac Costello" w:date="2023-11-11T15:12:00Z">
        <w:r w:rsidRPr="00AD6823" w:rsidDel="003226D2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delText xml:space="preserve">of </w:delText>
        </w:r>
      </w:del>
      <w:ins w:id="47" w:author="(11399631) Cormac Costello" w:date="2023-11-11T15:12:00Z">
        <w:r w:rsidR="003226D2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>the</w:t>
        </w:r>
        <w:r w:rsidR="003226D2" w:rsidRPr="00AD6823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</w:t>
        </w:r>
      </w:ins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analysis</w:t>
      </w:r>
      <w:ins w:id="48" w:author="(11399631) Cormac Costello" w:date="2023-11-11T15:12:00Z">
        <w:r w:rsidR="003226D2">
          <w:rPr>
            <w:rFonts w:ascii="Arial" w:eastAsia="Times New Roman" w:hAnsi="Arial" w:cs="Arial"/>
            <w:color w:val="222222"/>
            <w:kern w:val="0"/>
            <w:sz w:val="24"/>
            <w:szCs w:val="24"/>
            <w:lang w:eastAsia="en-IE"/>
            <w14:ligatures w14:val="none"/>
          </w:rPr>
          <w:t xml:space="preserve"> is completed</w:t>
        </w:r>
      </w:ins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</w:t>
      </w:r>
    </w:p>
    <w:p w14:paraId="7493B682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 </w:t>
      </w:r>
    </w:p>
    <w:p w14:paraId="3E4A33BB" w14:textId="485BB3B8" w:rsidR="0023519D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Each analysis will consume material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s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. The material can be either classed as a solvent, </w:t>
      </w:r>
      <w:proofErr w:type="gramStart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reagent</w:t>
      </w:r>
      <w:proofErr w:type="gramEnd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or reference standard.</w:t>
      </w:r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The physical form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(</w:t>
      </w:r>
      <w:proofErr w:type="gramStart"/>
      <w:r w:rsidR="00111D79">
        <w:rPr>
          <w:rFonts w:ascii="Arial" w:eastAsia="Times New Roman" w:hAnsi="Arial" w:cs="Arial"/>
          <w:i/>
          <w:iCs/>
          <w:color w:val="222222"/>
          <w:kern w:val="0"/>
          <w:sz w:val="24"/>
          <w:szCs w:val="24"/>
          <w:lang w:eastAsia="en-IE"/>
          <w14:ligatures w14:val="none"/>
        </w:rPr>
        <w:t>i</w:t>
      </w:r>
      <w:r w:rsidR="00111D79" w:rsidRPr="00111D79">
        <w:rPr>
          <w:rFonts w:ascii="Arial" w:eastAsia="Times New Roman" w:hAnsi="Arial" w:cs="Arial"/>
          <w:i/>
          <w:iCs/>
          <w:color w:val="222222"/>
          <w:kern w:val="0"/>
          <w:sz w:val="24"/>
          <w:szCs w:val="24"/>
          <w:lang w:eastAsia="en-IE"/>
          <w14:ligatures w14:val="none"/>
        </w:rPr>
        <w:t>.</w:t>
      </w:r>
      <w:r w:rsidR="00111D79">
        <w:rPr>
          <w:rFonts w:ascii="Arial" w:eastAsia="Times New Roman" w:hAnsi="Arial" w:cs="Arial"/>
          <w:i/>
          <w:iCs/>
          <w:color w:val="222222"/>
          <w:kern w:val="0"/>
          <w:sz w:val="24"/>
          <w:szCs w:val="24"/>
          <w:lang w:eastAsia="en-IE"/>
          <w14:ligatures w14:val="none"/>
        </w:rPr>
        <w:t>e</w:t>
      </w:r>
      <w:r w:rsidR="00111D79" w:rsidRPr="00111D79">
        <w:rPr>
          <w:rFonts w:ascii="Arial" w:eastAsia="Times New Roman" w:hAnsi="Arial" w:cs="Arial"/>
          <w:i/>
          <w:iCs/>
          <w:color w:val="222222"/>
          <w:kern w:val="0"/>
          <w:sz w:val="24"/>
          <w:szCs w:val="24"/>
          <w:lang w:eastAsia="en-IE"/>
          <w14:ligatures w14:val="none"/>
        </w:rPr>
        <w:t>.</w:t>
      </w:r>
      <w:proofErr w:type="gramEnd"/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solid, liquid or gas)</w:t>
      </w:r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of reagents, the grade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(</w:t>
      </w:r>
      <w:r w:rsidR="00111D79">
        <w:rPr>
          <w:rFonts w:ascii="Arial" w:eastAsia="Times New Roman" w:hAnsi="Arial" w:cs="Arial"/>
          <w:i/>
          <w:iCs/>
          <w:color w:val="222222"/>
          <w:kern w:val="0"/>
          <w:sz w:val="24"/>
          <w:szCs w:val="24"/>
          <w:lang w:eastAsia="en-IE"/>
          <w14:ligatures w14:val="none"/>
        </w:rPr>
        <w:t xml:space="preserve">i.e. 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HPLC grade, trace-metals-free)</w:t>
      </w:r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of solvent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and the certificate of analysis must be recorded for reagents, solvents and reference standards respectively.</w:t>
      </w:r>
      <w:r w:rsidR="00E30EC8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</w:p>
    <w:p w14:paraId="61CD8C3D" w14:textId="0FCBE0A6" w:rsidR="00AD6823" w:rsidRPr="00AD6823" w:rsidRDefault="00E30EC8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Some materials that are solvents can also 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act as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reagents</w:t>
      </w:r>
      <w:r w:rsidR="0023519D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, and vice versa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The quantity consumed of each material must be recorded – so that the system can alert staff when to re-order. Materials have their own lot number, product number, stock</w:t>
      </w:r>
      <w:r w:rsidR="00E87092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</w:t>
      </w:r>
      <w:r w:rsidR="00AD6823"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quantity, storage condition, expiry date, and hazard identification.</w:t>
      </w:r>
    </w:p>
    <w:p w14:paraId="2589F979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 </w:t>
      </w:r>
    </w:p>
    <w:p w14:paraId="39344D5B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Each material has a supplier, with a supplier name, supplier ID (unique), address (street, city, country, post code), email address.</w:t>
      </w:r>
    </w:p>
    <w:p w14:paraId="268870F4" w14:textId="77777777" w:rsidR="00AD6823" w:rsidRPr="00AD6823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 </w:t>
      </w:r>
    </w:p>
    <w:p w14:paraId="64954399" w14:textId="268747DC" w:rsidR="00FA518C" w:rsidRDefault="00AD6823" w:rsidP="00AD6823">
      <w:pPr>
        <w:shd w:val="clear" w:color="auto" w:fill="FFFFFF"/>
        <w:spacing w:after="0" w:line="240" w:lineRule="auto"/>
        <w:ind w:left="360"/>
        <w:jc w:val="both"/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</w:pP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Each analysis is assigned one scientist to work on it, a scientist can carry out any number of analyses. Recorded are the scientist’s </w:t>
      </w:r>
      <w:proofErr w:type="spellStart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employeeID</w:t>
      </w:r>
      <w:proofErr w:type="spellEnd"/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, name (first and 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lastRenderedPageBreak/>
        <w:t>last), email address, phone, address (street, town, county)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, and salary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>. One scientist is</w:t>
      </w:r>
      <w:r w:rsidR="00111D79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generally</w:t>
      </w:r>
      <w:r w:rsidRPr="00AD6823"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t xml:space="preserve"> appointed to supervise the other scientists.</w:t>
      </w:r>
    </w:p>
    <w:p w14:paraId="0B3AB273" w14:textId="537F7A2D" w:rsidR="00FA518C" w:rsidRDefault="00FA518C">
      <w:pPr>
        <w:rPr>
          <w:rFonts w:ascii="Arial" w:eastAsia="Times New Roman" w:hAnsi="Arial" w:cs="Arial"/>
          <w:color w:val="222222"/>
          <w:kern w:val="0"/>
          <w:sz w:val="24"/>
          <w:szCs w:val="24"/>
          <w:lang w:eastAsia="en-IE"/>
          <w14:ligatures w14:val="none"/>
        </w:rPr>
        <w:sectPr w:rsidR="00FA518C" w:rsidSect="00E42446">
          <w:footerReference w:type="default" r:id="rId8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5B6212C3" w14:textId="386B2EAB" w:rsidR="00AD6823" w:rsidRPr="00AD6823" w:rsidRDefault="00FA518C" w:rsidP="00FA518C">
      <w:pPr>
        <w:pStyle w:val="Heading1"/>
        <w:rPr>
          <w:rFonts w:eastAsia="Times New Roman"/>
          <w:lang w:eastAsia="en-IE"/>
        </w:rPr>
      </w:pPr>
      <w:bookmarkStart w:id="49" w:name="_Toc149550952"/>
      <w:r>
        <w:rPr>
          <w:rFonts w:eastAsia="Times New Roman"/>
          <w:lang w:eastAsia="en-IE"/>
        </w:rPr>
        <w:lastRenderedPageBreak/>
        <w:t>Enhanced ER Diagram</w:t>
      </w:r>
      <w:bookmarkEnd w:id="49"/>
      <w:r w:rsidR="00AD6823" w:rsidRPr="00AD6823">
        <w:rPr>
          <w:rFonts w:eastAsia="Times New Roman"/>
          <w:lang w:eastAsia="en-IE"/>
        </w:rPr>
        <w:br/>
      </w:r>
    </w:p>
    <w:p w14:paraId="4AFCE86B" w14:textId="18576865" w:rsidR="00B377DA" w:rsidRDefault="004E4473" w:rsidP="00AD6823">
      <w:pPr>
        <w:jc w:val="both"/>
        <w:sectPr w:rsidR="00B377DA" w:rsidSect="00FA518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del w:id="50" w:author="(11399631) Cormac Costello" w:date="2023-11-11T15:17:00Z">
        <w:r w:rsidDel="003226D2">
          <w:rPr>
            <w:noProof/>
          </w:rPr>
          <w:drawing>
            <wp:inline distT="0" distB="0" distL="0" distR="0" wp14:anchorId="4464F6A4" wp14:editId="75ABECF9">
              <wp:extent cx="8134184" cy="5128579"/>
              <wp:effectExtent l="0" t="0" r="635" b="0"/>
              <wp:docPr id="149178283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137829" cy="51308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1" w:author="(11399631) Cormac Costello" w:date="2023-11-11T15:17:00Z">
        <w:r w:rsidR="003226D2">
          <w:rPr>
            <w:noProof/>
          </w:rPr>
          <w:drawing>
            <wp:inline distT="0" distB="0" distL="0" distR="0" wp14:anchorId="4FA0A986" wp14:editId="75D870AE">
              <wp:extent cx="7785408" cy="4635500"/>
              <wp:effectExtent l="0" t="0" r="6350" b="0"/>
              <wp:docPr id="99371956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792834" cy="46399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2063591" w14:textId="60EC30DF" w:rsidR="00B377DA" w:rsidRDefault="00B377DA" w:rsidP="00B377DA">
      <w:pPr>
        <w:pStyle w:val="Heading1"/>
        <w:rPr>
          <w:lang w:val="en-US"/>
        </w:rPr>
      </w:pPr>
      <w:bookmarkStart w:id="52" w:name="_Toc149550953"/>
      <w:r>
        <w:rPr>
          <w:lang w:val="en-US"/>
        </w:rPr>
        <w:lastRenderedPageBreak/>
        <w:t>Logical Design</w:t>
      </w:r>
      <w:bookmarkEnd w:id="52"/>
    </w:p>
    <w:p w14:paraId="636D2670" w14:textId="5F58AB39" w:rsidR="00B377DA" w:rsidRDefault="00B377DA" w:rsidP="00B377DA">
      <w:pPr>
        <w:rPr>
          <w:lang w:val="en-US"/>
        </w:rPr>
      </w:pPr>
      <w:proofErr w:type="gramStart"/>
      <w:r>
        <w:rPr>
          <w:lang w:val="en-US"/>
        </w:rPr>
        <w:t>Scientist(</w:t>
      </w:r>
      <w:proofErr w:type="spellStart"/>
      <w:proofErr w:type="gramEnd"/>
      <w:r>
        <w:rPr>
          <w:lang w:val="en-US"/>
        </w:rPr>
        <w:t>employeeID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lastName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dateOfBirth</w:t>
      </w:r>
      <w:proofErr w:type="spellEnd"/>
      <w:r>
        <w:rPr>
          <w:lang w:val="en-US"/>
        </w:rPr>
        <w:t xml:space="preserve">, street, town, county, </w:t>
      </w:r>
      <w:proofErr w:type="spellStart"/>
      <w:r>
        <w:rPr>
          <w:lang w:val="en-US"/>
        </w:rPr>
        <w:t>eircode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phoneNumber</w:t>
      </w:r>
      <w:proofErr w:type="spellEnd"/>
      <w:r>
        <w:rPr>
          <w:lang w:val="en-US"/>
        </w:rPr>
        <w:t>, salary</w:t>
      </w:r>
      <w:r w:rsidR="003A2118">
        <w:rPr>
          <w:lang w:val="en-US"/>
        </w:rPr>
        <w:t>, supervisor</w:t>
      </w:r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employeeID</w:t>
      </w:r>
      <w:proofErr w:type="spellEnd"/>
      <w:r>
        <w:rPr>
          <w:lang w:val="en-US"/>
        </w:rPr>
        <w:br/>
        <w:t>Foreign Key supervisor references Scientist(</w:t>
      </w:r>
      <w:proofErr w:type="spellStart"/>
      <w:r>
        <w:rPr>
          <w:lang w:val="en-US"/>
        </w:rPr>
        <w:t>employeeID</w:t>
      </w:r>
      <w:proofErr w:type="spellEnd"/>
      <w:r>
        <w:rPr>
          <w:lang w:val="en-US"/>
        </w:rPr>
        <w:t>)</w:t>
      </w:r>
    </w:p>
    <w:p w14:paraId="6D688128" w14:textId="6D6E9043" w:rsidR="00B377DA" w:rsidRDefault="00B377DA" w:rsidP="00B377DA">
      <w:pPr>
        <w:rPr>
          <w:lang w:val="en-US"/>
        </w:rPr>
      </w:pPr>
      <w:proofErr w:type="gramStart"/>
      <w:r>
        <w:rPr>
          <w:lang w:val="en-US"/>
        </w:rPr>
        <w:t>Analysis(</w:t>
      </w:r>
      <w:proofErr w:type="spellStart"/>
      <w:proofErr w:type="gramEnd"/>
      <w:r>
        <w:rPr>
          <w:lang w:val="en-US"/>
        </w:rPr>
        <w:t>labNoteBookID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analyticalMethod</w:t>
      </w:r>
      <w:proofErr w:type="spellEnd"/>
      <w:r>
        <w:rPr>
          <w:lang w:val="en-US"/>
        </w:rPr>
        <w:t>, specification</w:t>
      </w:r>
      <w:r w:rsidR="003A6749">
        <w:rPr>
          <w:lang w:val="en-US"/>
        </w:rPr>
        <w:t xml:space="preserve">, </w:t>
      </w:r>
      <w:proofErr w:type="spellStart"/>
      <w:r w:rsidR="003A6749">
        <w:rPr>
          <w:lang w:val="en-US"/>
        </w:rPr>
        <w:t>employeeID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labNoteBookID</w:t>
      </w:r>
      <w:proofErr w:type="spellEnd"/>
      <w:r>
        <w:rPr>
          <w:lang w:val="en-US"/>
        </w:rPr>
        <w:br/>
        <w:t xml:space="preserve">Foreign Key </w:t>
      </w:r>
      <w:proofErr w:type="spellStart"/>
      <w:r>
        <w:rPr>
          <w:lang w:val="en-US"/>
        </w:rPr>
        <w:t>employeeID</w:t>
      </w:r>
      <w:proofErr w:type="spellEnd"/>
      <w:r>
        <w:rPr>
          <w:lang w:val="en-US"/>
        </w:rPr>
        <w:t xml:space="preserve"> references Scientist(</w:t>
      </w:r>
      <w:proofErr w:type="spellStart"/>
      <w:r>
        <w:rPr>
          <w:lang w:val="en-US"/>
        </w:rPr>
        <w:t>employeeID</w:t>
      </w:r>
      <w:proofErr w:type="spellEnd"/>
      <w:r>
        <w:rPr>
          <w:lang w:val="en-US"/>
        </w:rPr>
        <w:t>)</w:t>
      </w:r>
    </w:p>
    <w:p w14:paraId="5DB5ACB1" w14:textId="77777777" w:rsidR="00503BCA" w:rsidRDefault="00234B88" w:rsidP="00B377DA">
      <w:pPr>
        <w:rPr>
          <w:ins w:id="53" w:author="(11399631) Cormac Costello" w:date="2023-11-11T15:04:00Z"/>
          <w:lang w:val="en-US"/>
        </w:rPr>
      </w:pPr>
      <w:proofErr w:type="spellStart"/>
      <w:proofErr w:type="gramStart"/>
      <w:r>
        <w:rPr>
          <w:lang w:val="en-US"/>
        </w:rPr>
        <w:t>Lab</w:t>
      </w:r>
      <w:r w:rsidR="00B377DA">
        <w:rPr>
          <w:lang w:val="en-US"/>
        </w:rPr>
        <w:t>Instruments</w:t>
      </w:r>
      <w:proofErr w:type="spellEnd"/>
      <w:r w:rsidR="00B377DA">
        <w:rPr>
          <w:lang w:val="en-US"/>
        </w:rPr>
        <w:t>(</w:t>
      </w:r>
      <w:proofErr w:type="spellStart"/>
      <w:proofErr w:type="gramEnd"/>
      <w:r w:rsidR="00B377DA">
        <w:rPr>
          <w:lang w:val="en-US"/>
        </w:rPr>
        <w:t>equipmentID</w:t>
      </w:r>
      <w:proofErr w:type="spellEnd"/>
      <w:ins w:id="54" w:author="(11399631) Cormac Costello" w:date="2023-11-11T15:04:00Z">
        <w:r w:rsidR="00503BCA">
          <w:rPr>
            <w:lang w:val="en-US"/>
          </w:rPr>
          <w:t xml:space="preserve">, </w:t>
        </w:r>
        <w:proofErr w:type="spellStart"/>
        <w:r w:rsidR="00503BCA">
          <w:rPr>
            <w:lang w:val="en-US"/>
          </w:rPr>
          <w:t>nextCalDate</w:t>
        </w:r>
      </w:ins>
      <w:proofErr w:type="spellEnd"/>
      <w:del w:id="55" w:author="(11399631) Cormac Costello" w:date="2023-11-11T14:41:00Z">
        <w:r w:rsidR="00B377DA" w:rsidDel="00B20458">
          <w:rPr>
            <w:lang w:val="en-US"/>
          </w:rPr>
          <w:delText>, labNotebookID</w:delText>
        </w:r>
      </w:del>
      <w:r w:rsidR="00B377DA">
        <w:rPr>
          <w:lang w:val="en-US"/>
        </w:rPr>
        <w:t>)</w:t>
      </w:r>
      <w:r w:rsidR="00B377DA">
        <w:rPr>
          <w:lang w:val="en-US"/>
        </w:rPr>
        <w:br/>
        <w:t xml:space="preserve">Primary Key </w:t>
      </w:r>
      <w:proofErr w:type="spellStart"/>
      <w:r w:rsidR="00B377DA">
        <w:rPr>
          <w:lang w:val="en-US"/>
        </w:rPr>
        <w:t>equipmentID</w:t>
      </w:r>
      <w:proofErr w:type="spellEnd"/>
    </w:p>
    <w:p w14:paraId="7DF0B042" w14:textId="45EFC855" w:rsidR="00503BCA" w:rsidDel="00503BCA" w:rsidRDefault="00B377DA" w:rsidP="00B377DA">
      <w:pPr>
        <w:rPr>
          <w:del w:id="56" w:author="(11399631) Cormac Costello" w:date="2023-11-11T15:04:00Z"/>
          <w:lang w:val="en-US"/>
        </w:rPr>
      </w:pPr>
      <w:del w:id="57" w:author="(11399631) Cormac Costello" w:date="2023-11-11T15:04:00Z">
        <w:r w:rsidDel="00503BCA">
          <w:rPr>
            <w:lang w:val="en-US"/>
          </w:rPr>
          <w:br/>
        </w:r>
      </w:del>
      <w:del w:id="58" w:author="(11399631) Cormac Costello" w:date="2023-11-11T14:37:00Z">
        <w:r w:rsidDel="00B20458">
          <w:rPr>
            <w:lang w:val="en-US"/>
          </w:rPr>
          <w:delText>Foreign Key labNoteBookID references Analysis(labNoteBookID)</w:delText>
        </w:r>
      </w:del>
    </w:p>
    <w:p w14:paraId="4597FB54" w14:textId="3A615E9B" w:rsidR="00503BCA" w:rsidRDefault="00503BCA" w:rsidP="00B377DA">
      <w:pPr>
        <w:rPr>
          <w:ins w:id="59" w:author="(11399631) Cormac Costello" w:date="2023-11-11T15:04:00Z"/>
          <w:lang w:val="en-US"/>
        </w:rPr>
      </w:pPr>
      <w:proofErr w:type="gramStart"/>
      <w:ins w:id="60" w:author="(11399631) Cormac Costello" w:date="2023-11-11T15:04:00Z">
        <w:r>
          <w:rPr>
            <w:lang w:val="en-US"/>
          </w:rPr>
          <w:t>Uses(</w:t>
        </w:r>
        <w:proofErr w:type="spellStart"/>
        <w:proofErr w:type="gramEnd"/>
        <w:r>
          <w:rPr>
            <w:lang w:val="en-US"/>
          </w:rPr>
          <w:t>equipmentID</w:t>
        </w:r>
        <w:proofErr w:type="spellEnd"/>
        <w:r>
          <w:rPr>
            <w:lang w:val="en-US"/>
          </w:rPr>
          <w:t xml:space="preserve">, </w:t>
        </w:r>
      </w:ins>
      <w:proofErr w:type="spellStart"/>
      <w:ins w:id="61" w:author="(11399631) Cormac Costello" w:date="2023-11-11T15:05:00Z">
        <w:r>
          <w:rPr>
            <w:lang w:val="en-US"/>
          </w:rPr>
          <w:t>labNotebookID</w:t>
        </w:r>
        <w:proofErr w:type="spellEnd"/>
        <w:r>
          <w:rPr>
            <w:lang w:val="en-US"/>
          </w:rPr>
          <w:t xml:space="preserve">, </w:t>
        </w:r>
        <w:proofErr w:type="spellStart"/>
        <w:r>
          <w:rPr>
            <w:lang w:val="en-US"/>
          </w:rPr>
          <w:t>measurementTime</w:t>
        </w:r>
        <w:proofErr w:type="spellEnd"/>
        <w:r>
          <w:rPr>
            <w:lang w:val="en-US"/>
          </w:rPr>
          <w:t>)</w:t>
        </w:r>
        <w:r>
          <w:rPr>
            <w:lang w:val="en-US"/>
          </w:rPr>
          <w:br/>
          <w:t>Primary Key</w:t>
        </w:r>
      </w:ins>
      <w:ins w:id="62" w:author="(11399631) Cormac Costello" w:date="2023-11-11T15:06:00Z">
        <w:r>
          <w:rPr>
            <w:lang w:val="en-US"/>
          </w:rPr>
          <w:t xml:space="preserve"> </w:t>
        </w:r>
        <w:proofErr w:type="spellStart"/>
        <w:r>
          <w:rPr>
            <w:lang w:val="en-US"/>
          </w:rPr>
          <w:t>labNote</w:t>
        </w:r>
      </w:ins>
      <w:ins w:id="63" w:author="(11399631) Cormac Costello" w:date="2023-11-11T15:07:00Z">
        <w:r>
          <w:rPr>
            <w:lang w:val="en-US"/>
          </w:rPr>
          <w:t>BookID</w:t>
        </w:r>
        <w:proofErr w:type="spellEnd"/>
        <w:r>
          <w:rPr>
            <w:lang w:val="en-US"/>
          </w:rPr>
          <w:t xml:space="preserve">, </w:t>
        </w:r>
        <w:proofErr w:type="spellStart"/>
        <w:r>
          <w:rPr>
            <w:lang w:val="en-US"/>
          </w:rPr>
          <w:t>equipmentID</w:t>
        </w:r>
        <w:proofErr w:type="spellEnd"/>
        <w:r>
          <w:rPr>
            <w:lang w:val="en-US"/>
          </w:rPr>
          <w:br/>
          <w:t xml:space="preserve">Foreign Key </w:t>
        </w:r>
        <w:proofErr w:type="spellStart"/>
        <w:r>
          <w:rPr>
            <w:lang w:val="en-US"/>
          </w:rPr>
          <w:t>labNotebookID</w:t>
        </w:r>
        <w:proofErr w:type="spellEnd"/>
        <w:r>
          <w:rPr>
            <w:lang w:val="en-US"/>
          </w:rPr>
          <w:t xml:space="preserve"> references Analysis(</w:t>
        </w:r>
        <w:proofErr w:type="spellStart"/>
        <w:r>
          <w:rPr>
            <w:lang w:val="en-US"/>
          </w:rPr>
          <w:t>labNoteBookID</w:t>
        </w:r>
        <w:proofErr w:type="spellEnd"/>
        <w:r>
          <w:rPr>
            <w:lang w:val="en-US"/>
          </w:rPr>
          <w:t>)</w:t>
        </w:r>
        <w:r>
          <w:rPr>
            <w:lang w:val="en-US"/>
          </w:rPr>
          <w:br/>
          <w:t xml:space="preserve">Foreign Key </w:t>
        </w:r>
        <w:proofErr w:type="spellStart"/>
        <w:r>
          <w:rPr>
            <w:lang w:val="en-US"/>
          </w:rPr>
          <w:t>equipmentID</w:t>
        </w:r>
        <w:proofErr w:type="spellEnd"/>
        <w:r>
          <w:rPr>
            <w:lang w:val="en-US"/>
          </w:rPr>
          <w:t xml:space="preserve"> references </w:t>
        </w:r>
        <w:proofErr w:type="spellStart"/>
        <w:r>
          <w:rPr>
            <w:lang w:val="en-US"/>
          </w:rPr>
          <w:t>labInstruments</w:t>
        </w:r>
        <w:proofErr w:type="spellEnd"/>
        <w:r>
          <w:rPr>
            <w:lang w:val="en-US"/>
          </w:rPr>
          <w:t>(</w:t>
        </w:r>
      </w:ins>
      <w:proofErr w:type="spellStart"/>
      <w:ins w:id="64" w:author="(11399631) Cormac Costello" w:date="2023-11-11T15:08:00Z">
        <w:r w:rsidR="003226D2">
          <w:rPr>
            <w:lang w:val="en-US"/>
          </w:rPr>
          <w:t>equipmentID</w:t>
        </w:r>
        <w:proofErr w:type="spellEnd"/>
        <w:r w:rsidR="003226D2">
          <w:rPr>
            <w:lang w:val="en-US"/>
          </w:rPr>
          <w:t>)</w:t>
        </w:r>
      </w:ins>
    </w:p>
    <w:p w14:paraId="3B6D2ACD" w14:textId="468A80E6" w:rsidR="00FB3B89" w:rsidRDefault="00B377DA" w:rsidP="00B377DA">
      <w:pPr>
        <w:rPr>
          <w:lang w:val="en-US"/>
        </w:rPr>
      </w:pPr>
      <w:proofErr w:type="gramStart"/>
      <w:r>
        <w:rPr>
          <w:lang w:val="en-US"/>
        </w:rPr>
        <w:t>Reagent(</w:t>
      </w:r>
      <w:proofErr w:type="spellStart"/>
      <w:proofErr w:type="gramEnd"/>
      <w:r>
        <w:rPr>
          <w:lang w:val="en-US"/>
        </w:rPr>
        <w:t>lotNumber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quantityInStock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storageCondition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expiryDate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hazardClassification</w:t>
      </w:r>
      <w:proofErr w:type="spellEnd"/>
      <w:r>
        <w:rPr>
          <w:lang w:val="en-US"/>
        </w:rPr>
        <w:t>, purity, form</w:t>
      </w:r>
      <w:r w:rsidR="003A6749">
        <w:rPr>
          <w:lang w:val="en-US"/>
        </w:rPr>
        <w:t xml:space="preserve">, </w:t>
      </w:r>
      <w:proofErr w:type="spellStart"/>
      <w:r w:rsidR="003A6749">
        <w:rPr>
          <w:lang w:val="en-US"/>
        </w:rPr>
        <w:t>supplierID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lotNumber</w:t>
      </w:r>
      <w:proofErr w:type="spellEnd"/>
      <w:r w:rsidR="003A6749">
        <w:rPr>
          <w:lang w:val="en-US"/>
        </w:rPr>
        <w:br/>
        <w:t xml:space="preserve">Foreign Key </w:t>
      </w:r>
      <w:proofErr w:type="spellStart"/>
      <w:r w:rsidR="003A6749">
        <w:rPr>
          <w:lang w:val="en-US"/>
        </w:rPr>
        <w:t>supplierID</w:t>
      </w:r>
      <w:proofErr w:type="spellEnd"/>
      <w:r w:rsidR="003A6749">
        <w:rPr>
          <w:lang w:val="en-US"/>
        </w:rPr>
        <w:t xml:space="preserve"> </w:t>
      </w:r>
      <w:proofErr w:type="spellStart"/>
      <w:r w:rsidR="003A6749">
        <w:rPr>
          <w:lang w:val="en-US"/>
        </w:rPr>
        <w:t>refererences</w:t>
      </w:r>
      <w:proofErr w:type="spellEnd"/>
      <w:r w:rsidR="003A6749">
        <w:rPr>
          <w:lang w:val="en-US"/>
        </w:rPr>
        <w:t xml:space="preserve"> Supplier(</w:t>
      </w:r>
      <w:proofErr w:type="spellStart"/>
      <w:r w:rsidR="003A6749">
        <w:rPr>
          <w:lang w:val="en-US"/>
        </w:rPr>
        <w:t>supplierID</w:t>
      </w:r>
      <w:proofErr w:type="spellEnd"/>
      <w:r w:rsidR="003A6749">
        <w:rPr>
          <w:lang w:val="en-US"/>
        </w:rPr>
        <w:t>)</w:t>
      </w:r>
    </w:p>
    <w:p w14:paraId="0900CED0" w14:textId="315EFE98" w:rsidR="00FB3B89" w:rsidRDefault="00B377DA" w:rsidP="00B377DA">
      <w:pPr>
        <w:rPr>
          <w:lang w:val="en-US"/>
        </w:rPr>
      </w:pPr>
      <w:proofErr w:type="gramStart"/>
      <w:r>
        <w:rPr>
          <w:lang w:val="en-US"/>
        </w:rPr>
        <w:t>Solvent(</w:t>
      </w:r>
      <w:proofErr w:type="spellStart"/>
      <w:proofErr w:type="gramEnd"/>
      <w:r>
        <w:rPr>
          <w:lang w:val="en-US"/>
        </w:rPr>
        <w:t>lotNumber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quantityInStock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storageCondition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expiryDate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hazardClassification</w:t>
      </w:r>
      <w:proofErr w:type="spellEnd"/>
      <w:r>
        <w:rPr>
          <w:lang w:val="en-US"/>
        </w:rPr>
        <w:t>, purity, grade</w:t>
      </w:r>
      <w:r w:rsidR="003A6749">
        <w:rPr>
          <w:lang w:val="en-US"/>
        </w:rPr>
        <w:t xml:space="preserve">, </w:t>
      </w:r>
      <w:proofErr w:type="spellStart"/>
      <w:r w:rsidR="003A6749">
        <w:rPr>
          <w:lang w:val="en-US"/>
        </w:rPr>
        <w:t>supplierID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lotNumber</w:t>
      </w:r>
      <w:proofErr w:type="spellEnd"/>
      <w:r w:rsidR="003A6749">
        <w:rPr>
          <w:lang w:val="en-US"/>
        </w:rPr>
        <w:br/>
        <w:t xml:space="preserve">Foreign Key </w:t>
      </w:r>
      <w:proofErr w:type="spellStart"/>
      <w:r w:rsidR="003A6749">
        <w:rPr>
          <w:lang w:val="en-US"/>
        </w:rPr>
        <w:t>supplierID</w:t>
      </w:r>
      <w:proofErr w:type="spellEnd"/>
      <w:r w:rsidR="003A6749">
        <w:rPr>
          <w:lang w:val="en-US"/>
        </w:rPr>
        <w:t xml:space="preserve"> </w:t>
      </w:r>
      <w:proofErr w:type="spellStart"/>
      <w:r w:rsidR="003A6749">
        <w:rPr>
          <w:lang w:val="en-US"/>
        </w:rPr>
        <w:t>refererences</w:t>
      </w:r>
      <w:proofErr w:type="spellEnd"/>
      <w:r w:rsidR="003A6749">
        <w:rPr>
          <w:lang w:val="en-US"/>
        </w:rPr>
        <w:t xml:space="preserve"> Supplier(</w:t>
      </w:r>
      <w:proofErr w:type="spellStart"/>
      <w:r w:rsidR="003A6749">
        <w:rPr>
          <w:lang w:val="en-US"/>
        </w:rPr>
        <w:t>supplierID</w:t>
      </w:r>
      <w:proofErr w:type="spellEnd"/>
      <w:r w:rsidR="003A6749">
        <w:rPr>
          <w:lang w:val="en-US"/>
        </w:rPr>
        <w:t>)</w:t>
      </w:r>
    </w:p>
    <w:p w14:paraId="38FCD916" w14:textId="1546C994" w:rsidR="00FB3B89" w:rsidRDefault="00B377DA" w:rsidP="00B377DA">
      <w:pPr>
        <w:rPr>
          <w:lang w:val="en-US"/>
        </w:rPr>
      </w:pPr>
      <w:proofErr w:type="spellStart"/>
      <w:proofErr w:type="gramStart"/>
      <w:r>
        <w:rPr>
          <w:lang w:val="en-US"/>
        </w:rPr>
        <w:t>ReferenceStandard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lotNumber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quantityInStock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storageCondition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expiryDate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hazardClassification</w:t>
      </w:r>
      <w:proofErr w:type="spellEnd"/>
      <w:r>
        <w:rPr>
          <w:lang w:val="en-US"/>
        </w:rPr>
        <w:t xml:space="preserve">, purity, </w:t>
      </w:r>
      <w:proofErr w:type="spellStart"/>
      <w:r>
        <w:rPr>
          <w:lang w:val="en-US"/>
        </w:rPr>
        <w:t>certOfAnalysis</w:t>
      </w:r>
      <w:proofErr w:type="spellEnd"/>
      <w:r w:rsidR="003A6749">
        <w:rPr>
          <w:lang w:val="en-US"/>
        </w:rPr>
        <w:t xml:space="preserve">, </w:t>
      </w:r>
      <w:proofErr w:type="spellStart"/>
      <w:r w:rsidR="003A6749">
        <w:rPr>
          <w:lang w:val="en-US"/>
        </w:rPr>
        <w:t>supplierID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lotNumber</w:t>
      </w:r>
      <w:proofErr w:type="spellEnd"/>
      <w:r w:rsidR="003A6749">
        <w:rPr>
          <w:lang w:val="en-US"/>
        </w:rPr>
        <w:br/>
        <w:t xml:space="preserve">Foreign Key </w:t>
      </w:r>
      <w:proofErr w:type="spellStart"/>
      <w:r w:rsidR="003A6749">
        <w:rPr>
          <w:lang w:val="en-US"/>
        </w:rPr>
        <w:t>supplierID</w:t>
      </w:r>
      <w:proofErr w:type="spellEnd"/>
      <w:r w:rsidR="003A6749">
        <w:rPr>
          <w:lang w:val="en-US"/>
        </w:rPr>
        <w:t xml:space="preserve"> </w:t>
      </w:r>
      <w:proofErr w:type="spellStart"/>
      <w:r w:rsidR="003A6749">
        <w:rPr>
          <w:lang w:val="en-US"/>
        </w:rPr>
        <w:t>refererences</w:t>
      </w:r>
      <w:proofErr w:type="spellEnd"/>
      <w:r w:rsidR="003A6749">
        <w:rPr>
          <w:lang w:val="en-US"/>
        </w:rPr>
        <w:t xml:space="preserve"> Supplier(</w:t>
      </w:r>
      <w:proofErr w:type="spellStart"/>
      <w:r w:rsidR="003A6749">
        <w:rPr>
          <w:lang w:val="en-US"/>
        </w:rPr>
        <w:t>supplierID</w:t>
      </w:r>
      <w:proofErr w:type="spellEnd"/>
      <w:r w:rsidR="003A6749">
        <w:rPr>
          <w:lang w:val="en-US"/>
        </w:rPr>
        <w:t>)</w:t>
      </w:r>
    </w:p>
    <w:p w14:paraId="7C956337" w14:textId="66B1404E" w:rsidR="00B377DA" w:rsidRDefault="00B377DA" w:rsidP="00B377DA">
      <w:pPr>
        <w:rPr>
          <w:lang w:val="en-US"/>
        </w:rPr>
      </w:pPr>
      <w:proofErr w:type="gramStart"/>
      <w:r>
        <w:rPr>
          <w:lang w:val="en-US"/>
        </w:rPr>
        <w:t>Consumes(</w:t>
      </w:r>
      <w:proofErr w:type="spellStart"/>
      <w:proofErr w:type="gramEnd"/>
      <w:r>
        <w:rPr>
          <w:lang w:val="en-US"/>
        </w:rPr>
        <w:t>labNoteBookID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quantityUsed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labNotebookID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lotNumber</w:t>
      </w:r>
      <w:proofErr w:type="spellEnd"/>
      <w:r>
        <w:rPr>
          <w:lang w:val="en-US"/>
        </w:rPr>
        <w:br/>
        <w:t xml:space="preserve">Foreign Key </w:t>
      </w:r>
      <w:proofErr w:type="spellStart"/>
      <w:r>
        <w:rPr>
          <w:lang w:val="en-US"/>
        </w:rPr>
        <w:t>labNotebookID</w:t>
      </w:r>
      <w:proofErr w:type="spellEnd"/>
      <w:r>
        <w:rPr>
          <w:lang w:val="en-US"/>
        </w:rPr>
        <w:t xml:space="preserve"> references Analysis(</w:t>
      </w:r>
      <w:proofErr w:type="spellStart"/>
      <w:r>
        <w:rPr>
          <w:lang w:val="en-US"/>
        </w:rPr>
        <w:t>labNotebookID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Foreign Key </w:t>
      </w:r>
      <w:proofErr w:type="spellStart"/>
      <w:r>
        <w:rPr>
          <w:lang w:val="en-US"/>
        </w:rPr>
        <w:t>lotNumber</w:t>
      </w:r>
      <w:proofErr w:type="spellEnd"/>
      <w:r>
        <w:rPr>
          <w:lang w:val="en-US"/>
        </w:rPr>
        <w:t xml:space="preserve"> references Material(</w:t>
      </w:r>
      <w:proofErr w:type="spellStart"/>
      <w:r>
        <w:rPr>
          <w:lang w:val="en-US"/>
        </w:rPr>
        <w:t>lotNumber</w:t>
      </w:r>
      <w:proofErr w:type="spellEnd"/>
      <w:r>
        <w:rPr>
          <w:lang w:val="en-US"/>
        </w:rPr>
        <w:t>)</w:t>
      </w:r>
    </w:p>
    <w:p w14:paraId="52009AE9" w14:textId="1A4691BA" w:rsidR="00FB3B89" w:rsidRDefault="00B377DA" w:rsidP="00B377DA">
      <w:pPr>
        <w:rPr>
          <w:lang w:val="en-US"/>
        </w:rPr>
      </w:pPr>
      <w:proofErr w:type="gramStart"/>
      <w:r>
        <w:rPr>
          <w:lang w:val="en-US"/>
        </w:rPr>
        <w:t>Supplier(</w:t>
      </w:r>
      <w:proofErr w:type="spellStart"/>
      <w:proofErr w:type="gramEnd"/>
      <w:r>
        <w:rPr>
          <w:lang w:val="en-US"/>
        </w:rPr>
        <w:t>supplierID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supplierName</w:t>
      </w:r>
      <w:proofErr w:type="spellEnd"/>
      <w:r>
        <w:rPr>
          <w:lang w:val="en-US"/>
        </w:rPr>
        <w:t xml:space="preserve">, street, city, country, </w:t>
      </w:r>
      <w:proofErr w:type="spellStart"/>
      <w:r>
        <w:rPr>
          <w:lang w:val="en-US"/>
        </w:rPr>
        <w:t>postCode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supplierPhones</w:t>
      </w:r>
      <w:proofErr w:type="spellEnd"/>
      <w:r>
        <w:rPr>
          <w:lang w:val="en-US"/>
        </w:rPr>
        <w:t>, email)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supplierID</w:t>
      </w:r>
      <w:proofErr w:type="spellEnd"/>
    </w:p>
    <w:p w14:paraId="03442EF9" w14:textId="0171B5C2" w:rsidR="00FB3B89" w:rsidRDefault="00B377DA" w:rsidP="00B377DA">
      <w:pPr>
        <w:rPr>
          <w:lang w:val="en-US"/>
        </w:rPr>
      </w:pPr>
      <w:proofErr w:type="gramStart"/>
      <w:r>
        <w:rPr>
          <w:lang w:val="en-US"/>
        </w:rPr>
        <w:t>Sample(</w:t>
      </w:r>
      <w:proofErr w:type="spellStart"/>
      <w:proofErr w:type="gramEnd"/>
      <w:r>
        <w:rPr>
          <w:lang w:val="en-US"/>
        </w:rPr>
        <w:t>sampleID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storageCondition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expiryDate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progressStatus</w:t>
      </w:r>
      <w:proofErr w:type="spellEnd"/>
      <w:r w:rsidR="003A6749">
        <w:rPr>
          <w:lang w:val="en-US"/>
        </w:rPr>
        <w:t xml:space="preserve">, </w:t>
      </w:r>
      <w:proofErr w:type="spellStart"/>
      <w:r w:rsidR="003A6749">
        <w:rPr>
          <w:lang w:val="en-US"/>
        </w:rPr>
        <w:t>batchNumber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sampleID</w:t>
      </w:r>
      <w:proofErr w:type="spellEnd"/>
      <w:r w:rsidR="0085343B">
        <w:rPr>
          <w:lang w:val="en-US"/>
        </w:rPr>
        <w:br/>
        <w:t xml:space="preserve">Foreign Key </w:t>
      </w:r>
      <w:proofErr w:type="spellStart"/>
      <w:r w:rsidR="0085343B">
        <w:rPr>
          <w:lang w:val="en-US"/>
        </w:rPr>
        <w:t>batchNumber</w:t>
      </w:r>
      <w:proofErr w:type="spellEnd"/>
      <w:r w:rsidR="0085343B">
        <w:rPr>
          <w:lang w:val="en-US"/>
        </w:rPr>
        <w:t xml:space="preserve"> references Batch(</w:t>
      </w:r>
      <w:proofErr w:type="spellStart"/>
      <w:r w:rsidR="0085343B">
        <w:rPr>
          <w:lang w:val="en-US"/>
        </w:rPr>
        <w:t>batchNumber</w:t>
      </w:r>
      <w:proofErr w:type="spellEnd"/>
      <w:r w:rsidR="0085343B">
        <w:rPr>
          <w:lang w:val="en-US"/>
        </w:rPr>
        <w:t>)</w:t>
      </w:r>
    </w:p>
    <w:p w14:paraId="469CE598" w14:textId="7B9B40E1" w:rsidR="00B377DA" w:rsidRDefault="00BA44CB" w:rsidP="00B377DA">
      <w:pPr>
        <w:rPr>
          <w:lang w:val="en-US"/>
        </w:rPr>
      </w:pPr>
      <w:proofErr w:type="gramStart"/>
      <w:r>
        <w:rPr>
          <w:lang w:val="en-US"/>
        </w:rPr>
        <w:t>Tests</w:t>
      </w:r>
      <w:r w:rsidR="00B377DA">
        <w:rPr>
          <w:lang w:val="en-US"/>
        </w:rPr>
        <w:t>(</w:t>
      </w:r>
      <w:proofErr w:type="spellStart"/>
      <w:proofErr w:type="gramEnd"/>
      <w:r w:rsidR="00B377DA">
        <w:rPr>
          <w:lang w:val="en-US"/>
        </w:rPr>
        <w:t>labNoteBookID</w:t>
      </w:r>
      <w:proofErr w:type="spellEnd"/>
      <w:r w:rsidR="00B377DA">
        <w:rPr>
          <w:lang w:val="en-US"/>
        </w:rPr>
        <w:t xml:space="preserve">, </w:t>
      </w:r>
      <w:proofErr w:type="spellStart"/>
      <w:r w:rsidR="00B377DA">
        <w:rPr>
          <w:lang w:val="en-US"/>
        </w:rPr>
        <w:t>sampleID</w:t>
      </w:r>
      <w:proofErr w:type="spellEnd"/>
      <w:r w:rsidR="00B377DA">
        <w:rPr>
          <w:lang w:val="en-US"/>
        </w:rPr>
        <w:t xml:space="preserve">, </w:t>
      </w:r>
      <w:proofErr w:type="spellStart"/>
      <w:r w:rsidR="00B377DA">
        <w:rPr>
          <w:lang w:val="en-US"/>
        </w:rPr>
        <w:t>resultID</w:t>
      </w:r>
      <w:proofErr w:type="spellEnd"/>
      <w:r w:rsidR="00B377DA">
        <w:rPr>
          <w:lang w:val="en-US"/>
        </w:rPr>
        <w:t xml:space="preserve">, </w:t>
      </w:r>
      <w:proofErr w:type="spellStart"/>
      <w:r w:rsidR="00B377DA">
        <w:rPr>
          <w:lang w:val="en-US"/>
        </w:rPr>
        <w:t>dateCompleted</w:t>
      </w:r>
      <w:proofErr w:type="spellEnd"/>
      <w:r w:rsidR="00B377DA">
        <w:rPr>
          <w:lang w:val="en-US"/>
        </w:rPr>
        <w:t>)</w:t>
      </w:r>
      <w:r w:rsidR="00B377DA">
        <w:rPr>
          <w:lang w:val="en-US"/>
        </w:rPr>
        <w:br/>
        <w:t xml:space="preserve">Primary Key </w:t>
      </w:r>
      <w:proofErr w:type="spellStart"/>
      <w:r w:rsidR="00B377DA">
        <w:rPr>
          <w:lang w:val="en-US"/>
        </w:rPr>
        <w:t>labNotebookID</w:t>
      </w:r>
      <w:proofErr w:type="spellEnd"/>
      <w:r w:rsidR="00B377DA">
        <w:rPr>
          <w:lang w:val="en-US"/>
        </w:rPr>
        <w:t xml:space="preserve">, </w:t>
      </w:r>
      <w:proofErr w:type="spellStart"/>
      <w:r w:rsidR="00B377DA">
        <w:rPr>
          <w:lang w:val="en-US"/>
        </w:rPr>
        <w:t>sampleID</w:t>
      </w:r>
      <w:proofErr w:type="spellEnd"/>
      <w:r w:rsidR="00B377DA">
        <w:rPr>
          <w:lang w:val="en-US"/>
        </w:rPr>
        <w:br/>
        <w:t xml:space="preserve">Foreign Key </w:t>
      </w:r>
      <w:proofErr w:type="spellStart"/>
      <w:r w:rsidR="00B377DA">
        <w:rPr>
          <w:lang w:val="en-US"/>
        </w:rPr>
        <w:t>labNotebookID</w:t>
      </w:r>
      <w:proofErr w:type="spellEnd"/>
      <w:r w:rsidR="00B377DA">
        <w:rPr>
          <w:lang w:val="en-US"/>
        </w:rPr>
        <w:t xml:space="preserve"> references Analysis(</w:t>
      </w:r>
      <w:proofErr w:type="spellStart"/>
      <w:r w:rsidR="00B377DA">
        <w:rPr>
          <w:lang w:val="en-US"/>
        </w:rPr>
        <w:t>labNoteboo</w:t>
      </w:r>
      <w:r w:rsidR="00EA1B59">
        <w:rPr>
          <w:lang w:val="en-US"/>
        </w:rPr>
        <w:t>k</w:t>
      </w:r>
      <w:r w:rsidR="00B377DA">
        <w:rPr>
          <w:lang w:val="en-US"/>
        </w:rPr>
        <w:t>ID</w:t>
      </w:r>
      <w:proofErr w:type="spellEnd"/>
      <w:r w:rsidR="00B377DA">
        <w:rPr>
          <w:lang w:val="en-US"/>
        </w:rPr>
        <w:t>)</w:t>
      </w:r>
      <w:r w:rsidR="00B377DA">
        <w:rPr>
          <w:lang w:val="en-US"/>
        </w:rPr>
        <w:br/>
        <w:t xml:space="preserve">Foreign Key </w:t>
      </w:r>
      <w:proofErr w:type="spellStart"/>
      <w:r w:rsidR="00B377DA">
        <w:rPr>
          <w:lang w:val="en-US"/>
        </w:rPr>
        <w:t>sampleID</w:t>
      </w:r>
      <w:proofErr w:type="spellEnd"/>
      <w:r w:rsidR="00B377DA">
        <w:rPr>
          <w:lang w:val="en-US"/>
        </w:rPr>
        <w:t xml:space="preserve"> references Sample(</w:t>
      </w:r>
      <w:proofErr w:type="spellStart"/>
      <w:r w:rsidR="00B377DA">
        <w:rPr>
          <w:lang w:val="en-US"/>
        </w:rPr>
        <w:t>sampleID</w:t>
      </w:r>
      <w:proofErr w:type="spellEnd"/>
      <w:r w:rsidR="00B377DA">
        <w:rPr>
          <w:lang w:val="en-US"/>
        </w:rPr>
        <w:t>)</w:t>
      </w:r>
    </w:p>
    <w:p w14:paraId="0C20DA9A" w14:textId="111A12C3" w:rsidR="00B377DA" w:rsidRDefault="00B377DA" w:rsidP="00B377DA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RawMaterial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batchNumber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productName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dateOfManufacture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processID</w:t>
      </w:r>
      <w:proofErr w:type="spellEnd"/>
      <w:r w:rsidR="00FD1B12">
        <w:rPr>
          <w:lang w:val="en-US"/>
        </w:rPr>
        <w:t xml:space="preserve">, </w:t>
      </w:r>
      <w:proofErr w:type="spellStart"/>
      <w:r w:rsidR="00FD1B12">
        <w:rPr>
          <w:lang w:val="en-US"/>
        </w:rPr>
        <w:t>clientID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batchNumber</w:t>
      </w:r>
      <w:proofErr w:type="spellEnd"/>
      <w:r w:rsidR="00FD1B12">
        <w:rPr>
          <w:lang w:val="en-US"/>
        </w:rPr>
        <w:br/>
        <w:t>Foreign Key ClientID references Client(ClientID)</w:t>
      </w:r>
    </w:p>
    <w:p w14:paraId="636F0C60" w14:textId="4CEFD52B" w:rsidR="00B377DA" w:rsidRDefault="00B377DA" w:rsidP="00B377DA">
      <w:pPr>
        <w:rPr>
          <w:lang w:val="en-US"/>
        </w:rPr>
      </w:pPr>
      <w:proofErr w:type="spellStart"/>
      <w:proofErr w:type="gramStart"/>
      <w:r>
        <w:rPr>
          <w:lang w:val="en-US"/>
        </w:rPr>
        <w:t>FinishedProduct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batchNumber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productName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dateOfManufacture</w:t>
      </w:r>
      <w:proofErr w:type="spellEnd"/>
      <w:r>
        <w:rPr>
          <w:lang w:val="en-US"/>
        </w:rPr>
        <w:t>, presentation</w:t>
      </w:r>
      <w:r w:rsidR="00FD1B12">
        <w:rPr>
          <w:lang w:val="en-US"/>
        </w:rPr>
        <w:t xml:space="preserve">, </w:t>
      </w:r>
      <w:proofErr w:type="spellStart"/>
      <w:r w:rsidR="00FD1B12">
        <w:rPr>
          <w:lang w:val="en-US"/>
        </w:rPr>
        <w:t>clientID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batchNumber</w:t>
      </w:r>
      <w:proofErr w:type="spellEnd"/>
      <w:r w:rsidR="00FD1B12">
        <w:rPr>
          <w:lang w:val="en-US"/>
        </w:rPr>
        <w:br/>
        <w:t>Foreign Key ClientID references Client(ClientID)</w:t>
      </w:r>
    </w:p>
    <w:p w14:paraId="2ED1D0E7" w14:textId="766763AE" w:rsidR="00FB3B89" w:rsidRDefault="00B377DA" w:rsidP="00B377DA">
      <w:pPr>
        <w:rPr>
          <w:lang w:val="en-US"/>
        </w:rPr>
      </w:pPr>
      <w:proofErr w:type="gramStart"/>
      <w:r>
        <w:rPr>
          <w:lang w:val="en-US"/>
        </w:rPr>
        <w:t>Client(</w:t>
      </w:r>
      <w:proofErr w:type="spellStart"/>
      <w:proofErr w:type="gramEnd"/>
      <w:r>
        <w:rPr>
          <w:lang w:val="en-US"/>
        </w:rPr>
        <w:t>clientID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companyName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addresss</w:t>
      </w:r>
      <w:proofErr w:type="spellEnd"/>
      <w:r>
        <w:rPr>
          <w:lang w:val="en-US"/>
        </w:rPr>
        <w:t>, street, city, country, postcode,)</w:t>
      </w:r>
      <w:r>
        <w:rPr>
          <w:lang w:val="en-US"/>
        </w:rPr>
        <w:br/>
        <w:t>Primary Key ClientID</w:t>
      </w:r>
    </w:p>
    <w:p w14:paraId="0545C503" w14:textId="271F8E92" w:rsidR="00B377DA" w:rsidRPr="002C5CBE" w:rsidRDefault="00B377DA" w:rsidP="00B377DA">
      <w:pPr>
        <w:rPr>
          <w:lang w:val="en-US"/>
        </w:rPr>
      </w:pPr>
      <w:proofErr w:type="spellStart"/>
      <w:proofErr w:type="gramStart"/>
      <w:r>
        <w:rPr>
          <w:lang w:val="en-US"/>
        </w:rPr>
        <w:t>ClientPhones</w:t>
      </w:r>
      <w:proofErr w:type="spellEnd"/>
      <w:r>
        <w:rPr>
          <w:lang w:val="en-US"/>
        </w:rPr>
        <w:t>(</w:t>
      </w:r>
      <w:proofErr w:type="spellStart"/>
      <w:proofErr w:type="gramEnd"/>
      <w:r w:rsidRPr="00DB1036">
        <w:rPr>
          <w:lang w:val="en-US"/>
        </w:rPr>
        <w:t>contactNumber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clientID</w:t>
      </w:r>
      <w:proofErr w:type="spellEnd"/>
      <w:r>
        <w:rPr>
          <w:lang w:val="en-US"/>
        </w:rPr>
        <w:t>)</w:t>
      </w:r>
      <w:r>
        <w:rPr>
          <w:lang w:val="en-US"/>
        </w:rPr>
        <w:br/>
        <w:t xml:space="preserve">Primary Key </w:t>
      </w:r>
      <w:proofErr w:type="spellStart"/>
      <w:r>
        <w:rPr>
          <w:lang w:val="en-US"/>
        </w:rPr>
        <w:t>contactNumber</w:t>
      </w:r>
      <w:proofErr w:type="spellEnd"/>
      <w:r>
        <w:rPr>
          <w:lang w:val="en-US"/>
        </w:rPr>
        <w:br/>
        <w:t xml:space="preserve">Foreign Key </w:t>
      </w:r>
      <w:proofErr w:type="spellStart"/>
      <w:r>
        <w:rPr>
          <w:lang w:val="en-US"/>
        </w:rPr>
        <w:t>clientID</w:t>
      </w:r>
      <w:proofErr w:type="spellEnd"/>
      <w:r>
        <w:rPr>
          <w:lang w:val="en-US"/>
        </w:rPr>
        <w:t xml:space="preserve"> references Client(ClientID)</w:t>
      </w:r>
    </w:p>
    <w:sectPr w:rsidR="00B377DA" w:rsidRPr="002C5CBE" w:rsidSect="00B377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86505" w14:textId="77777777" w:rsidR="00B9085F" w:rsidRDefault="00B9085F" w:rsidP="00D85884">
      <w:pPr>
        <w:spacing w:after="0" w:line="240" w:lineRule="auto"/>
      </w:pPr>
      <w:r>
        <w:separator/>
      </w:r>
    </w:p>
  </w:endnote>
  <w:endnote w:type="continuationSeparator" w:id="0">
    <w:p w14:paraId="5A5BD984" w14:textId="77777777" w:rsidR="00B9085F" w:rsidRDefault="00B9085F" w:rsidP="00D858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945259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B3883D3" w14:textId="054BB8ED" w:rsidR="00D85884" w:rsidRDefault="00D85884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FDF373" w14:textId="77777777" w:rsidR="00D85884" w:rsidRDefault="00D858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991F4F" w14:textId="77777777" w:rsidR="00B9085F" w:rsidRDefault="00B9085F" w:rsidP="00D85884">
      <w:pPr>
        <w:spacing w:after="0" w:line="240" w:lineRule="auto"/>
      </w:pPr>
      <w:r>
        <w:separator/>
      </w:r>
    </w:p>
  </w:footnote>
  <w:footnote w:type="continuationSeparator" w:id="0">
    <w:p w14:paraId="6F4C7926" w14:textId="77777777" w:rsidR="00B9085F" w:rsidRDefault="00B9085F" w:rsidP="00D858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E47671"/>
    <w:multiLevelType w:val="multilevel"/>
    <w:tmpl w:val="319A2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5552925"/>
    <w:multiLevelType w:val="multilevel"/>
    <w:tmpl w:val="4502B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66001754">
    <w:abstractNumId w:val="1"/>
  </w:num>
  <w:num w:numId="2" w16cid:durableId="198531273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(11399631) Cormac Costello">
    <w15:presenceInfo w15:providerId="AD" w15:userId="S::11399631@wit.ie::7f3f44e9-5020-44d0-9e0c-492872a71dc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823"/>
    <w:rsid w:val="0003335D"/>
    <w:rsid w:val="0005192E"/>
    <w:rsid w:val="00072CF9"/>
    <w:rsid w:val="000D23D3"/>
    <w:rsid w:val="000E4A44"/>
    <w:rsid w:val="0010614F"/>
    <w:rsid w:val="00111D79"/>
    <w:rsid w:val="00131774"/>
    <w:rsid w:val="001864E6"/>
    <w:rsid w:val="001D4C39"/>
    <w:rsid w:val="00234B88"/>
    <w:rsid w:val="0023519D"/>
    <w:rsid w:val="00277BA4"/>
    <w:rsid w:val="002905A0"/>
    <w:rsid w:val="002B49B7"/>
    <w:rsid w:val="003226D2"/>
    <w:rsid w:val="003A2118"/>
    <w:rsid w:val="003A6749"/>
    <w:rsid w:val="004C38C8"/>
    <w:rsid w:val="004E29EF"/>
    <w:rsid w:val="004E4473"/>
    <w:rsid w:val="00503BCA"/>
    <w:rsid w:val="00531BA4"/>
    <w:rsid w:val="005331B5"/>
    <w:rsid w:val="00587FCC"/>
    <w:rsid w:val="00760EDE"/>
    <w:rsid w:val="00781CA3"/>
    <w:rsid w:val="00824425"/>
    <w:rsid w:val="00845FA0"/>
    <w:rsid w:val="0085343B"/>
    <w:rsid w:val="00A45C1F"/>
    <w:rsid w:val="00AB6E5E"/>
    <w:rsid w:val="00AC5802"/>
    <w:rsid w:val="00AD6823"/>
    <w:rsid w:val="00B20458"/>
    <w:rsid w:val="00B377DA"/>
    <w:rsid w:val="00B9085F"/>
    <w:rsid w:val="00BA44CB"/>
    <w:rsid w:val="00D56389"/>
    <w:rsid w:val="00D85884"/>
    <w:rsid w:val="00DB1036"/>
    <w:rsid w:val="00E30EC8"/>
    <w:rsid w:val="00E42446"/>
    <w:rsid w:val="00E87092"/>
    <w:rsid w:val="00EA1B59"/>
    <w:rsid w:val="00FA518C"/>
    <w:rsid w:val="00FB3B89"/>
    <w:rsid w:val="00FD1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B7C0D"/>
  <w15:chartTrackingRefBased/>
  <w15:docId w15:val="{63B1E9BE-7437-4C88-8F94-E1D2B9ADF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68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8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4092229202711045817msolistparagraph">
    <w:name w:val="m_4092229202711045817msolistparagraph"/>
    <w:basedOn w:val="Normal"/>
    <w:rsid w:val="00AD68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E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D6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D68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E42446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42446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8588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226D2"/>
    <w:pPr>
      <w:tabs>
        <w:tab w:val="right" w:leader="dot" w:pos="9016"/>
      </w:tabs>
      <w:spacing w:after="100"/>
      <w:pPrChange w:id="0" w:author="(11399631) Cormac Costello" w:date="2023-11-11T15:17:00Z">
        <w:pPr>
          <w:spacing w:after="100" w:line="259" w:lineRule="auto"/>
        </w:pPr>
      </w:pPrChange>
    </w:pPr>
    <w:rPr>
      <w:rPrChange w:id="0" w:author="(11399631) Cormac Costello" w:date="2023-11-11T15:17:00Z">
        <w:rPr>
          <w:rFonts w:asciiTheme="minorHAnsi" w:eastAsiaTheme="minorHAnsi" w:hAnsiTheme="minorHAnsi" w:cstheme="minorBidi"/>
          <w:kern w:val="2"/>
          <w:sz w:val="22"/>
          <w:szCs w:val="22"/>
          <w:lang w:val="en-IE" w:eastAsia="en-US" w:bidi="ar-SA"/>
          <w14:ligatures w14:val="standardContextual"/>
        </w:rPr>
      </w:rPrChange>
    </w:rPr>
  </w:style>
  <w:style w:type="character" w:styleId="Hyperlink">
    <w:name w:val="Hyperlink"/>
    <w:basedOn w:val="DefaultParagraphFont"/>
    <w:uiPriority w:val="99"/>
    <w:unhideWhenUsed/>
    <w:rsid w:val="00D8588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858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884"/>
  </w:style>
  <w:style w:type="paragraph" w:styleId="Footer">
    <w:name w:val="footer"/>
    <w:basedOn w:val="Normal"/>
    <w:link w:val="FooterChar"/>
    <w:uiPriority w:val="99"/>
    <w:unhideWhenUsed/>
    <w:rsid w:val="00D858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884"/>
  </w:style>
  <w:style w:type="paragraph" w:styleId="Revision">
    <w:name w:val="Revision"/>
    <w:hidden/>
    <w:uiPriority w:val="99"/>
    <w:semiHidden/>
    <w:rsid w:val="008534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1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2684B-B969-4FDC-B389-EAAD5466C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7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assignment 1</vt:lpstr>
    </vt:vector>
  </TitlesOfParts>
  <Company/>
  <LinksUpToDate>false</LinksUpToDate>
  <CharactersWithSpaces>5823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assignment 1</dc:title>
  <dc:subject/>
  <dc:creator>(11399631) Cormac Costello</dc:creator>
  <cp:keywords/>
  <dc:description/>
  <cp:lastModifiedBy>(11399631) Cormac Costello</cp:lastModifiedBy>
  <cp:revision>6</cp:revision>
  <dcterms:created xsi:type="dcterms:W3CDTF">2023-11-11T11:02:00Z</dcterms:created>
  <dcterms:modified xsi:type="dcterms:W3CDTF">2023-11-11T15:23:00Z</dcterms:modified>
</cp:coreProperties>
</file>